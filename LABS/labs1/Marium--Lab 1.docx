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6AA6" w:rsidRDefault="00F56AA6" w:rsidP="003C59E3">
      <w:pPr>
        <w:jc w:val="center"/>
        <w:rPr>
          <w:b/>
          <w:sz w:val="36"/>
          <w:szCs w:val="36"/>
        </w:rPr>
      </w:pPr>
      <w:r w:rsidRPr="00F56AA6">
        <w:rPr>
          <w:b/>
          <w:sz w:val="36"/>
          <w:szCs w:val="36"/>
        </w:rPr>
        <w:t>CSS LAB NO.1</w:t>
      </w:r>
    </w:p>
    <w:p w:rsidR="00F56AA6" w:rsidRDefault="004D08D2" w:rsidP="004D08D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Task No.1</w:t>
      </w:r>
    </w:p>
    <w:p w:rsidR="004D08D2" w:rsidRDefault="004D08D2" w:rsidP="004D08D2">
      <w:pPr>
        <w:pStyle w:val="Default"/>
      </w:pPr>
    </w:p>
    <w:p w:rsidR="004D08D2" w:rsidRDefault="004D08D2" w:rsidP="004D08D2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VM1: 192.168.100.100 </w:t>
      </w:r>
    </w:p>
    <w:p w:rsidR="004D08D2" w:rsidRDefault="004D08D2" w:rsidP="004D08D2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VM2: 192.168.100.101 </w:t>
      </w:r>
    </w:p>
    <w:p w:rsidR="004D08D2" w:rsidRDefault="004D08D2" w:rsidP="004D08D2">
      <w:p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VM3: 192.168.100.102</w:t>
      </w:r>
    </w:p>
    <w:p w:rsidR="004D08D2" w:rsidRPr="004D08D2" w:rsidRDefault="004D08D2" w:rsidP="004D08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4D08D2" w:rsidRDefault="004D08D2" w:rsidP="004D08D2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 w:rsidRPr="004D08D2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D08D2">
        <w:rPr>
          <w:rFonts w:ascii="Calibri" w:hAnsi="Calibri" w:cs="Calibri"/>
          <w:b/>
          <w:bCs/>
          <w:color w:val="000000"/>
          <w:sz w:val="28"/>
          <w:szCs w:val="28"/>
        </w:rPr>
        <w:t>Task 1.a:</w:t>
      </w:r>
    </w:p>
    <w:p w:rsidR="004D08D2" w:rsidRPr="00F56AA6" w:rsidRDefault="004D08D2" w:rsidP="004D08D2">
      <w:pPr>
        <w:rPr>
          <w:b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promiscuous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mode is on:</w:t>
      </w:r>
    </w:p>
    <w:p w:rsidR="003C59E3" w:rsidRDefault="003C59E3">
      <w:pPr>
        <w:rPr>
          <w:b/>
        </w:rPr>
      </w:pPr>
      <w:r>
        <w:rPr>
          <w:b/>
        </w:rPr>
        <w:t>Vm1 Seed Ubuntu:</w:t>
      </w:r>
    </w:p>
    <w:p w:rsidR="003C59E3" w:rsidRDefault="003C59E3">
      <w:pPr>
        <w:rPr>
          <w:b/>
        </w:rPr>
      </w:pPr>
      <w:r>
        <w:rPr>
          <w:noProof/>
        </w:rPr>
        <w:drawing>
          <wp:inline distT="0" distB="0" distL="0" distR="0" wp14:anchorId="2924E601" wp14:editId="6EEA530F">
            <wp:extent cx="6303527" cy="53201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15671" cy="53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E3" w:rsidRDefault="003C59E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BF6030" wp14:editId="72293D2F">
            <wp:extent cx="5939134" cy="279082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E3" w:rsidRPr="004D08D2" w:rsidRDefault="003C59E3" w:rsidP="004D08D2">
      <w:pPr>
        <w:jc w:val="center"/>
        <w:rPr>
          <w:b/>
          <w:sz w:val="28"/>
          <w:szCs w:val="28"/>
        </w:rPr>
      </w:pPr>
      <w:r w:rsidRPr="004D08D2">
        <w:rPr>
          <w:b/>
          <w:sz w:val="28"/>
          <w:szCs w:val="28"/>
        </w:rPr>
        <w:t xml:space="preserve">Vm2 (Kali </w:t>
      </w:r>
      <w:proofErr w:type="spellStart"/>
      <w:r w:rsidRPr="004D08D2">
        <w:rPr>
          <w:b/>
          <w:sz w:val="28"/>
          <w:szCs w:val="28"/>
        </w:rPr>
        <w:t>lunix</w:t>
      </w:r>
      <w:proofErr w:type="spellEnd"/>
      <w:r w:rsidRPr="004D08D2">
        <w:rPr>
          <w:b/>
          <w:sz w:val="28"/>
          <w:szCs w:val="28"/>
        </w:rPr>
        <w:t>)</w:t>
      </w:r>
    </w:p>
    <w:p w:rsidR="003C59E3" w:rsidRDefault="003C59E3">
      <w:pPr>
        <w:rPr>
          <w:b/>
        </w:rPr>
      </w:pPr>
      <w:r>
        <w:rPr>
          <w:noProof/>
        </w:rPr>
        <w:drawing>
          <wp:inline distT="0" distB="0" distL="0" distR="0" wp14:anchorId="34525ECA" wp14:editId="62499CF8">
            <wp:extent cx="5941526" cy="42291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E3" w:rsidRDefault="003C59E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C5EB935" wp14:editId="4F30DE61">
            <wp:extent cx="5943600" cy="3171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E3" w:rsidRPr="004D08D2" w:rsidRDefault="004D08D2" w:rsidP="004D08D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VM</w:t>
      </w:r>
      <w:r w:rsidR="003C59E3" w:rsidRPr="004D08D2">
        <w:rPr>
          <w:b/>
          <w:sz w:val="28"/>
          <w:szCs w:val="28"/>
        </w:rPr>
        <w:t>3 (Ubuntu)</w:t>
      </w:r>
    </w:p>
    <w:p w:rsidR="003C59E3" w:rsidRDefault="003C59E3">
      <w:pPr>
        <w:rPr>
          <w:b/>
        </w:rPr>
      </w:pPr>
      <w:r>
        <w:rPr>
          <w:noProof/>
        </w:rPr>
        <w:drawing>
          <wp:inline distT="0" distB="0" distL="0" distR="0" wp14:anchorId="0F0C9AD6" wp14:editId="5E0A38CA">
            <wp:extent cx="5943600" cy="31235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E3" w:rsidRDefault="003C59E3">
      <w:pPr>
        <w:rPr>
          <w:b/>
        </w:rPr>
      </w:pPr>
    </w:p>
    <w:p w:rsidR="004D08D2" w:rsidRDefault="004D08D2">
      <w:pPr>
        <w:rPr>
          <w:b/>
        </w:rPr>
      </w:pPr>
    </w:p>
    <w:p w:rsidR="004D08D2" w:rsidRDefault="004D08D2">
      <w:pPr>
        <w:rPr>
          <w:b/>
        </w:rPr>
      </w:pPr>
    </w:p>
    <w:p w:rsidR="004D08D2" w:rsidRDefault="004D08D2">
      <w:pPr>
        <w:rPr>
          <w:b/>
        </w:rPr>
      </w:pPr>
    </w:p>
    <w:p w:rsidR="003C59E3" w:rsidRDefault="003C59E3">
      <w:pPr>
        <w:rPr>
          <w:b/>
        </w:rPr>
      </w:pPr>
      <w:r>
        <w:rPr>
          <w:b/>
        </w:rPr>
        <w:lastRenderedPageBreak/>
        <w:t>Now pinging from Vm3 to Vm2</w:t>
      </w:r>
    </w:p>
    <w:p w:rsidR="003C59E3" w:rsidRDefault="004D08D2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DB0AED" wp14:editId="1C3EDC6C">
            <wp:simplePos x="0" y="0"/>
            <wp:positionH relativeFrom="column">
              <wp:posOffset>0</wp:posOffset>
            </wp:positionH>
            <wp:positionV relativeFrom="paragraph">
              <wp:posOffset>3409950</wp:posOffset>
            </wp:positionV>
            <wp:extent cx="5943600" cy="2503170"/>
            <wp:effectExtent l="0" t="0" r="0" b="0"/>
            <wp:wrapThrough wrapText="bothSides">
              <wp:wrapPolygon edited="0">
                <wp:start x="0" y="0"/>
                <wp:lineTo x="0" y="21370"/>
                <wp:lineTo x="21531" y="21370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9E3">
        <w:rPr>
          <w:noProof/>
        </w:rPr>
        <w:drawing>
          <wp:inline distT="0" distB="0" distL="0" distR="0" wp14:anchorId="2C8A49D0" wp14:editId="503E7353">
            <wp:extent cx="5943600" cy="3353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E3" w:rsidRDefault="003C59E3">
      <w:pPr>
        <w:rPr>
          <w:b/>
        </w:rPr>
      </w:pPr>
    </w:p>
    <w:p w:rsidR="004D08D2" w:rsidRDefault="004D08D2" w:rsidP="004D08D2">
      <w:pPr>
        <w:rPr>
          <w:b/>
        </w:rPr>
      </w:pPr>
    </w:p>
    <w:p w:rsidR="004D08D2" w:rsidRDefault="004D08D2" w:rsidP="004D08D2">
      <w:pPr>
        <w:rPr>
          <w:b/>
        </w:rPr>
      </w:pPr>
    </w:p>
    <w:p w:rsidR="004D08D2" w:rsidRDefault="004D08D2" w:rsidP="004D08D2">
      <w:pPr>
        <w:rPr>
          <w:b/>
        </w:rPr>
      </w:pPr>
    </w:p>
    <w:p w:rsidR="004D08D2" w:rsidRDefault="004D08D2" w:rsidP="004D08D2">
      <w:pPr>
        <w:rPr>
          <w:b/>
        </w:rPr>
      </w:pPr>
    </w:p>
    <w:p w:rsidR="004D08D2" w:rsidRDefault="004D08D2" w:rsidP="004D08D2">
      <w:pPr>
        <w:rPr>
          <w:b/>
        </w:rPr>
      </w:pPr>
    </w:p>
    <w:p w:rsidR="004D08D2" w:rsidRDefault="004D08D2" w:rsidP="004D08D2">
      <w:pPr>
        <w:rPr>
          <w:b/>
        </w:rPr>
      </w:pPr>
    </w:p>
    <w:p w:rsidR="003C59E3" w:rsidRDefault="003C59E3" w:rsidP="004D08D2">
      <w:pPr>
        <w:rPr>
          <w:b/>
        </w:rPr>
      </w:pPr>
      <w:proofErr w:type="spellStart"/>
      <w:r>
        <w:rPr>
          <w:b/>
        </w:rPr>
        <w:t>Vm</w:t>
      </w:r>
      <w:proofErr w:type="spellEnd"/>
      <w:r>
        <w:rPr>
          <w:b/>
        </w:rPr>
        <w:t xml:space="preserve"> 3 (</w:t>
      </w:r>
      <w:proofErr w:type="spellStart"/>
      <w:proofErr w:type="gramStart"/>
      <w:r>
        <w:rPr>
          <w:b/>
        </w:rPr>
        <w:t>Ubutu</w:t>
      </w:r>
      <w:proofErr w:type="spellEnd"/>
      <w:r>
        <w:rPr>
          <w:b/>
        </w:rPr>
        <w:t xml:space="preserve"> )</w:t>
      </w:r>
      <w:proofErr w:type="gramEnd"/>
    </w:p>
    <w:p w:rsidR="003C59E3" w:rsidRDefault="003C59E3">
      <w:pPr>
        <w:rPr>
          <w:b/>
        </w:rPr>
      </w:pPr>
      <w:r>
        <w:rPr>
          <w:noProof/>
        </w:rPr>
        <w:drawing>
          <wp:inline distT="0" distB="0" distL="0" distR="0" wp14:anchorId="59E2FF67" wp14:editId="13E6B82D">
            <wp:extent cx="5943600" cy="4636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E3" w:rsidRDefault="003C59E3">
      <w:pPr>
        <w:rPr>
          <w:b/>
        </w:rPr>
      </w:pPr>
    </w:p>
    <w:p w:rsidR="003C59E3" w:rsidRDefault="003C59E3">
      <w:pPr>
        <w:rPr>
          <w:b/>
        </w:rPr>
      </w:pPr>
    </w:p>
    <w:p w:rsidR="003C59E3" w:rsidRDefault="003C59E3">
      <w:pPr>
        <w:rPr>
          <w:b/>
        </w:rPr>
      </w:pPr>
    </w:p>
    <w:p w:rsidR="004D08D2" w:rsidRDefault="004D08D2" w:rsidP="003C59E3">
      <w:pPr>
        <w:jc w:val="center"/>
        <w:rPr>
          <w:b/>
        </w:rPr>
      </w:pPr>
    </w:p>
    <w:p w:rsidR="004D08D2" w:rsidRDefault="004D08D2" w:rsidP="003C59E3">
      <w:pPr>
        <w:jc w:val="center"/>
        <w:rPr>
          <w:b/>
        </w:rPr>
      </w:pPr>
    </w:p>
    <w:p w:rsidR="004D08D2" w:rsidRDefault="004D08D2" w:rsidP="003C59E3">
      <w:pPr>
        <w:jc w:val="center"/>
        <w:rPr>
          <w:b/>
        </w:rPr>
      </w:pPr>
    </w:p>
    <w:p w:rsidR="004D08D2" w:rsidRDefault="004D08D2" w:rsidP="003C59E3">
      <w:pPr>
        <w:jc w:val="center"/>
        <w:rPr>
          <w:b/>
        </w:rPr>
      </w:pPr>
    </w:p>
    <w:p w:rsidR="004D08D2" w:rsidRDefault="004D08D2" w:rsidP="003C59E3">
      <w:pPr>
        <w:jc w:val="center"/>
        <w:rPr>
          <w:b/>
        </w:rPr>
      </w:pPr>
    </w:p>
    <w:p w:rsidR="004D08D2" w:rsidRDefault="004D08D2" w:rsidP="003C59E3">
      <w:pPr>
        <w:jc w:val="center"/>
        <w:rPr>
          <w:b/>
        </w:rPr>
      </w:pPr>
    </w:p>
    <w:p w:rsidR="004D08D2" w:rsidRDefault="004D08D2" w:rsidP="003C59E3">
      <w:pPr>
        <w:jc w:val="center"/>
        <w:rPr>
          <w:b/>
        </w:rPr>
      </w:pPr>
      <w:r>
        <w:rPr>
          <w:b/>
          <w:bCs/>
          <w:sz w:val="23"/>
          <w:szCs w:val="23"/>
        </w:rPr>
        <w:lastRenderedPageBreak/>
        <w:t xml:space="preserve">Unsetting </w:t>
      </w:r>
      <w:proofErr w:type="spellStart"/>
      <w:r>
        <w:rPr>
          <w:b/>
          <w:bCs/>
          <w:sz w:val="23"/>
          <w:szCs w:val="23"/>
        </w:rPr>
        <w:t>promiscous</w:t>
      </w:r>
      <w:proofErr w:type="spellEnd"/>
      <w:r>
        <w:rPr>
          <w:b/>
          <w:bCs/>
          <w:sz w:val="23"/>
          <w:szCs w:val="23"/>
        </w:rPr>
        <w:t xml:space="preserve"> mode:</w:t>
      </w:r>
    </w:p>
    <w:p w:rsidR="003C59E3" w:rsidRDefault="004D08D2" w:rsidP="003C59E3">
      <w:pPr>
        <w:rPr>
          <w:b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4432329" wp14:editId="3EA8AB05">
            <wp:simplePos x="0" y="0"/>
            <wp:positionH relativeFrom="column">
              <wp:posOffset>0</wp:posOffset>
            </wp:positionH>
            <wp:positionV relativeFrom="paragraph">
              <wp:posOffset>3687445</wp:posOffset>
            </wp:positionV>
            <wp:extent cx="5932805" cy="2333625"/>
            <wp:effectExtent l="0" t="0" r="0" b="9525"/>
            <wp:wrapThrough wrapText="bothSides">
              <wp:wrapPolygon edited="0">
                <wp:start x="0" y="0"/>
                <wp:lineTo x="0" y="21512"/>
                <wp:lineTo x="21501" y="21512"/>
                <wp:lineTo x="2150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9E3">
        <w:rPr>
          <w:noProof/>
        </w:rPr>
        <w:drawing>
          <wp:inline distT="0" distB="0" distL="0" distR="0" wp14:anchorId="2BE4F60C" wp14:editId="09BFF5BE">
            <wp:extent cx="5943600" cy="3604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46" w:rsidRDefault="004D08D2" w:rsidP="00EB74D8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6FF0BF4" wp14:editId="517A51E0">
            <wp:simplePos x="0" y="0"/>
            <wp:positionH relativeFrom="column">
              <wp:posOffset>-9525</wp:posOffset>
            </wp:positionH>
            <wp:positionV relativeFrom="paragraph">
              <wp:posOffset>304800</wp:posOffset>
            </wp:positionV>
            <wp:extent cx="5943600" cy="2009775"/>
            <wp:effectExtent l="0" t="0" r="0" b="9525"/>
            <wp:wrapThrough wrapText="bothSides">
              <wp:wrapPolygon edited="0">
                <wp:start x="0" y="0"/>
                <wp:lineTo x="0" y="21498"/>
                <wp:lineTo x="21531" y="21498"/>
                <wp:lineTo x="2153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1046">
        <w:rPr>
          <w:b/>
        </w:rPr>
        <w:t>Vm2 (Ubuntu):</w:t>
      </w:r>
    </w:p>
    <w:p w:rsidR="00621046" w:rsidRDefault="00621046" w:rsidP="00EB74D8">
      <w:pPr>
        <w:jc w:val="center"/>
        <w:rPr>
          <w:b/>
        </w:rPr>
      </w:pPr>
      <w:proofErr w:type="spellStart"/>
      <w:r>
        <w:rPr>
          <w:b/>
        </w:rPr>
        <w:lastRenderedPageBreak/>
        <w:t>Vm</w:t>
      </w:r>
      <w:proofErr w:type="spellEnd"/>
      <w:r>
        <w:rPr>
          <w:b/>
        </w:rPr>
        <w:t xml:space="preserve"> 3(Kali </w:t>
      </w:r>
      <w:proofErr w:type="spellStart"/>
      <w:r>
        <w:rPr>
          <w:b/>
        </w:rPr>
        <w:t>Lunix</w:t>
      </w:r>
      <w:proofErr w:type="spellEnd"/>
      <w:r>
        <w:rPr>
          <w:b/>
        </w:rPr>
        <w:t>):</w:t>
      </w:r>
    </w:p>
    <w:p w:rsidR="00621046" w:rsidRDefault="00621046" w:rsidP="003C59E3">
      <w:pPr>
        <w:rPr>
          <w:b/>
        </w:rPr>
      </w:pPr>
      <w:r>
        <w:rPr>
          <w:noProof/>
        </w:rPr>
        <w:drawing>
          <wp:inline distT="0" distB="0" distL="0" distR="0" wp14:anchorId="7903D066" wp14:editId="2D73971F">
            <wp:extent cx="5943600" cy="2992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46" w:rsidRDefault="00621046" w:rsidP="003C59E3">
      <w:pPr>
        <w:rPr>
          <w:b/>
        </w:rPr>
      </w:pPr>
    </w:p>
    <w:p w:rsidR="004B77E4" w:rsidRDefault="004B77E4" w:rsidP="003C59E3">
      <w:pPr>
        <w:rPr>
          <w:b/>
          <w:bCs/>
        </w:rPr>
      </w:pPr>
      <w:r>
        <w:rPr>
          <w:b/>
          <w:bCs/>
        </w:rPr>
        <w:t>Task 1.b:</w:t>
      </w:r>
    </w:p>
    <w:p w:rsidR="003C3653" w:rsidRPr="00EB74D8" w:rsidRDefault="003C3653" w:rsidP="003C59E3">
      <w:pPr>
        <w:rPr>
          <w:b/>
          <w:bCs/>
        </w:rPr>
      </w:pPr>
      <w:r>
        <w:rPr>
          <w:b/>
          <w:bCs/>
        </w:rPr>
        <w:t xml:space="preserve">First set </w:t>
      </w:r>
      <w:r w:rsidR="00EB74D8">
        <w:rPr>
          <w:b/>
          <w:bCs/>
        </w:rPr>
        <w:t>machine</w:t>
      </w:r>
      <w:r>
        <w:rPr>
          <w:b/>
          <w:bCs/>
        </w:rPr>
        <w:t xml:space="preserve"> in </w:t>
      </w:r>
      <w:proofErr w:type="spellStart"/>
      <w:r w:rsidR="00EB74D8">
        <w:t>promiscous</w:t>
      </w:r>
      <w:proofErr w:type="spellEnd"/>
      <w:r w:rsidR="00EB74D8">
        <w:t xml:space="preserve"> mode </w:t>
      </w:r>
      <w:r>
        <w:rPr>
          <w:b/>
          <w:bCs/>
        </w:rPr>
        <w:t xml:space="preserve"> </w:t>
      </w:r>
      <w:r w:rsidR="00EB74D8">
        <w:rPr>
          <w:b/>
          <w:bCs/>
        </w:rPr>
        <w:t>.</w:t>
      </w:r>
      <w:r>
        <w:rPr>
          <w:b/>
        </w:rPr>
        <w:t xml:space="preserve">Using command </w:t>
      </w:r>
      <w:proofErr w:type="spellStart"/>
      <w:r w:rsidRPr="003C3653">
        <w:rPr>
          <w:b/>
        </w:rPr>
        <w:t>sudo</w:t>
      </w:r>
      <w:proofErr w:type="spellEnd"/>
      <w:r w:rsidRPr="003C3653">
        <w:rPr>
          <w:b/>
        </w:rPr>
        <w:t xml:space="preserve"> </w:t>
      </w:r>
      <w:proofErr w:type="spellStart"/>
      <w:r w:rsidRPr="003C3653">
        <w:rPr>
          <w:b/>
        </w:rPr>
        <w:t>ifconfig</w:t>
      </w:r>
      <w:proofErr w:type="spellEnd"/>
      <w:r w:rsidRPr="003C3653">
        <w:rPr>
          <w:b/>
        </w:rPr>
        <w:t xml:space="preserve"> eth0 </w:t>
      </w:r>
      <w:proofErr w:type="spellStart"/>
      <w:r w:rsidRPr="003C3653">
        <w:rPr>
          <w:b/>
        </w:rPr>
        <w:t>promisc</w:t>
      </w:r>
      <w:proofErr w:type="spellEnd"/>
      <w:r>
        <w:rPr>
          <w:b/>
        </w:rPr>
        <w:t xml:space="preserve"> then open </w:t>
      </w:r>
      <w:proofErr w:type="spellStart"/>
      <w:r>
        <w:rPr>
          <w:b/>
        </w:rPr>
        <w:t>wireshark</w:t>
      </w:r>
      <w:r w:rsidR="00765198">
        <w:rPr>
          <w:b/>
        </w:rPr>
        <w:t>and</w:t>
      </w:r>
      <w:proofErr w:type="spellEnd"/>
      <w:r w:rsidR="00765198">
        <w:rPr>
          <w:b/>
        </w:rPr>
        <w:t xml:space="preserve"> ping vm2 to vm3 to capture packet b/w them</w:t>
      </w:r>
    </w:p>
    <w:p w:rsidR="00765198" w:rsidRDefault="00EB74D8" w:rsidP="00EB74D8">
      <w:pPr>
        <w:jc w:val="center"/>
        <w:rPr>
          <w:b/>
        </w:rPr>
      </w:pPr>
      <w:r>
        <w:rPr>
          <w:b/>
        </w:rPr>
        <w:t>VM2</w:t>
      </w:r>
      <w:r w:rsidR="00765198">
        <w:rPr>
          <w:b/>
        </w:rPr>
        <w:t xml:space="preserve"> kali </w:t>
      </w:r>
      <w:proofErr w:type="spellStart"/>
      <w:r w:rsidR="00765198">
        <w:rPr>
          <w:b/>
        </w:rPr>
        <w:t>lunix</w:t>
      </w:r>
      <w:proofErr w:type="spellEnd"/>
    </w:p>
    <w:p w:rsidR="00765198" w:rsidRDefault="00765198" w:rsidP="003C59E3">
      <w:pPr>
        <w:rPr>
          <w:b/>
        </w:rPr>
      </w:pPr>
      <w:r>
        <w:rPr>
          <w:noProof/>
        </w:rPr>
        <w:drawing>
          <wp:inline distT="0" distB="0" distL="0" distR="0" wp14:anchorId="2F95F461" wp14:editId="106BDE77">
            <wp:extent cx="5943600" cy="1442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198" w:rsidDel="00EB74D8" w:rsidRDefault="00765198" w:rsidP="003C59E3">
      <w:pPr>
        <w:rPr>
          <w:del w:id="0" w:author="SS Computer" w:date="2020-09-02T02:25:00Z"/>
          <w:b/>
        </w:rPr>
      </w:pP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  <w:bookmarkStart w:id="1" w:name="_GoBack"/>
    </w:p>
    <w:p w:rsidR="0041260F" w:rsidRDefault="0041260F" w:rsidP="003C59E3">
      <w:pPr>
        <w:rPr>
          <w:b/>
        </w:rPr>
      </w:pPr>
      <w:r>
        <w:rPr>
          <w:b/>
        </w:rPr>
        <w:t>TASK NO.2</w:t>
      </w:r>
    </w:p>
    <w:p w:rsidR="0041260F" w:rsidRDefault="0041260F" w:rsidP="003C59E3">
      <w:pPr>
        <w:rPr>
          <w:b/>
        </w:rPr>
      </w:pPr>
      <w:r>
        <w:rPr>
          <w:b/>
        </w:rPr>
        <w:t xml:space="preserve">Attacker machine </w:t>
      </w:r>
    </w:p>
    <w:p w:rsidR="0041260F" w:rsidRDefault="0041260F" w:rsidP="003C59E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C4D1AA4" wp14:editId="1CCAA9A5">
            <wp:extent cx="5943600" cy="2381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  <w:proofErr w:type="spellStart"/>
      <w:r>
        <w:rPr>
          <w:b/>
        </w:rPr>
        <w:t>Vctim</w:t>
      </w:r>
      <w:proofErr w:type="spellEnd"/>
    </w:p>
    <w:p w:rsidR="0041260F" w:rsidRDefault="0041260F" w:rsidP="003C59E3">
      <w:pPr>
        <w:rPr>
          <w:b/>
        </w:rPr>
      </w:pPr>
      <w:r>
        <w:rPr>
          <w:noProof/>
        </w:rPr>
        <w:drawing>
          <wp:inline distT="0" distB="0" distL="0" distR="0" wp14:anchorId="2BEBCDA1" wp14:editId="239F1F0E">
            <wp:extent cx="5943600" cy="25126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60F" w:rsidRDefault="0041260F" w:rsidP="003C59E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873FF8" wp14:editId="71D22F67">
            <wp:extent cx="5943600" cy="2351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60F" w:rsidRDefault="0041260F" w:rsidP="003C59E3">
      <w:pPr>
        <w:rPr>
          <w:b/>
        </w:rPr>
      </w:pPr>
    </w:p>
    <w:p w:rsidR="003C3653" w:rsidRDefault="003C3653" w:rsidP="003C59E3">
      <w:pPr>
        <w:rPr>
          <w:b/>
        </w:rPr>
      </w:pPr>
    </w:p>
    <w:p w:rsidR="00621046" w:rsidRDefault="00621046" w:rsidP="003C59E3">
      <w:pPr>
        <w:rPr>
          <w:b/>
        </w:rPr>
      </w:pPr>
    </w:p>
    <w:p w:rsidR="0041260F" w:rsidRDefault="0041260F" w:rsidP="003C59E3">
      <w:pPr>
        <w:rPr>
          <w:b/>
        </w:rPr>
      </w:pPr>
      <w:r>
        <w:rPr>
          <w:b/>
        </w:rPr>
        <w:t>2</w:t>
      </w:r>
      <w:r w:rsidRPr="0041260F">
        <w:rPr>
          <w:b/>
          <w:vertAlign w:val="superscript"/>
        </w:rPr>
        <w:t>nd</w:t>
      </w:r>
    </w:p>
    <w:p w:rsidR="0041260F" w:rsidRDefault="0041260F" w:rsidP="003C59E3">
      <w:pPr>
        <w:rPr>
          <w:b/>
        </w:rPr>
      </w:pPr>
      <w:r>
        <w:rPr>
          <w:noProof/>
        </w:rPr>
        <w:drawing>
          <wp:inline distT="0" distB="0" distL="0" distR="0" wp14:anchorId="3736A899" wp14:editId="32A1B509">
            <wp:extent cx="5943600" cy="29514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</w:p>
    <w:p w:rsidR="0041260F" w:rsidRDefault="0041260F" w:rsidP="003C59E3">
      <w:pPr>
        <w:rPr>
          <w:b/>
        </w:rPr>
      </w:pPr>
      <w:r>
        <w:rPr>
          <w:b/>
        </w:rPr>
        <w:t>Victim</w:t>
      </w:r>
    </w:p>
    <w:p w:rsidR="0041260F" w:rsidRDefault="0041260F" w:rsidP="003C59E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CAE78A" wp14:editId="7675EC75">
            <wp:extent cx="5943600" cy="2785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60F" w:rsidRDefault="0041260F" w:rsidP="003C59E3">
      <w:pPr>
        <w:rPr>
          <w:b/>
        </w:rPr>
      </w:pPr>
      <w:r>
        <w:rPr>
          <w:noProof/>
        </w:rPr>
        <w:drawing>
          <wp:inline distT="0" distB="0" distL="0" distR="0" wp14:anchorId="706954CD" wp14:editId="28FB6B6D">
            <wp:extent cx="5943600" cy="2668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:rsidR="0041260F" w:rsidRPr="003C59E3" w:rsidRDefault="0041260F" w:rsidP="003C59E3">
      <w:pPr>
        <w:rPr>
          <w:b/>
        </w:rPr>
      </w:pPr>
    </w:p>
    <w:sectPr w:rsidR="0041260F" w:rsidRPr="003C59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 PSMT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altName w:val="Courier New PS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YwNjExMbQ0Mjc2tzRT0lEKTi0uzszPAykwrAUADOUz4SwAAAA="/>
  </w:docVars>
  <w:rsids>
    <w:rsidRoot w:val="001C493B"/>
    <w:rsid w:val="001271BD"/>
    <w:rsid w:val="001C493B"/>
    <w:rsid w:val="003C3653"/>
    <w:rsid w:val="003C59E3"/>
    <w:rsid w:val="0041260F"/>
    <w:rsid w:val="004B77E4"/>
    <w:rsid w:val="004D08D2"/>
    <w:rsid w:val="00621046"/>
    <w:rsid w:val="00765198"/>
    <w:rsid w:val="00983A85"/>
    <w:rsid w:val="00CB7553"/>
    <w:rsid w:val="00EB74D8"/>
    <w:rsid w:val="00F56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59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9E3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D08D2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59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9E3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D08D2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10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 Computer</dc:creator>
  <cp:keywords/>
  <dc:description/>
  <cp:lastModifiedBy>SS Computer</cp:lastModifiedBy>
  <cp:revision>5</cp:revision>
  <dcterms:created xsi:type="dcterms:W3CDTF">2020-08-27T20:40:00Z</dcterms:created>
  <dcterms:modified xsi:type="dcterms:W3CDTF">2020-09-01T21:32:00Z</dcterms:modified>
</cp:coreProperties>
</file>